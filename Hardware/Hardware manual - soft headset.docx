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podjtvpc3798" w:id="0"/>
      <w:bookmarkEnd w:id="0"/>
      <w:r w:rsidDel="00000000" w:rsidR="00000000" w:rsidRPr="00000000">
        <w:rPr>
          <w:rtl w:val="0"/>
        </w:rPr>
        <w:t xml:space="preserve">Hardware and Installation Manual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o6nl4bfoucbp" w:id="1"/>
      <w:bookmarkEnd w:id="1"/>
      <w:r w:rsidDel="00000000" w:rsidR="00000000" w:rsidRPr="00000000">
        <w:rPr>
          <w:rtl w:val="0"/>
        </w:rPr>
        <w:t xml:space="preserve">In this manual 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  <w:r w:rsidDel="00000000" w:rsidR="00000000" w:rsidRPr="00000000">
        <w:rPr>
          <w:sz w:val="24"/>
          <w:szCs w:val="24"/>
          <w:rtl w:val="0"/>
        </w:rPr>
        <w:t xml:space="preserve">ou will find instructions for your OpenBCI headset: how to use the headset, connect it to your system, adjust the electrodes location, and an overview on the hardware itself.</w:t>
        <w:br w:type="textWrapping"/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5jogkyw0em25" w:id="2"/>
      <w:bookmarkEnd w:id="2"/>
      <w:r w:rsidDel="00000000" w:rsidR="00000000" w:rsidRPr="00000000">
        <w:rPr>
          <w:rtl w:val="0"/>
        </w:rPr>
        <w:t xml:space="preserve">Need hardware support or repairs? </w:t>
      </w:r>
    </w:p>
    <w:p w:rsidR="00000000" w:rsidDel="00000000" w:rsidP="00000000" w:rsidRDefault="00000000" w:rsidRPr="00000000" w14:paraId="00000005">
      <w:pPr>
        <w:rPr>
          <w:u w:val="single"/>
        </w:rPr>
      </w:pPr>
      <w:r w:rsidDel="00000000" w:rsidR="00000000" w:rsidRPr="00000000">
        <w:rPr>
          <w:rtl w:val="0"/>
        </w:rPr>
        <w:t xml:space="preserve">The manual was written by Or Rabani. If you need any help, please contact her </w:t>
      </w:r>
      <w:r w:rsidDel="00000000" w:rsidR="00000000" w:rsidRPr="00000000">
        <w:rPr>
          <w:u w:val="single"/>
          <w:rtl w:val="0"/>
        </w:rPr>
        <w:t xml:space="preserve">through your TA. </w:t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86klc4s71dos" w:id="3"/>
      <w:bookmarkEnd w:id="3"/>
      <w:r w:rsidDel="00000000" w:rsidR="00000000" w:rsidRPr="00000000">
        <w:rPr>
          <w:rtl w:val="0"/>
        </w:rPr>
        <w:t xml:space="preserve">Table of Content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spacing w:before="80" w:line="240" w:lineRule="auto"/>
            <w:ind w:left="0" w:firstLine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podjtvpc3798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Hardware and Installation Manual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o6nl4bfoucbp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In this manual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5jogkyw0em25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Need hardware support or repairs?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86klc4s71dos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Table of Content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8u5kgx3jxkv2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Initial set-up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rqvd1bbk67x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How to connect to your openBCI (Cyton+Daisy)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5cje923byx3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Correct order of setup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qexsqax3c4t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Insert batteries to battery holder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ck56w3jsu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Connect the dongle to your computer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4zbtf5qq0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Power up OpenBCI board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4vz091n0hv6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Connect to OpenBCI GUI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o3q5xig04q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Set LSL broadcast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m1u78aqq0eh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End session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muw06oha8p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OpenBCI GUI auto-recording (*.txt file)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t1ffzlf0acw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Placing the system on a participant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z0aws9pdrsr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Electrodes positions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crrfj4nh5r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10-20 positions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cqo6d4hvlo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Electrodes positions on openBCI board &amp; GUI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1ilixnw90q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Hardware overview &amp; specs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sho26j3etb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OpenBCI processing board and network dongle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u0mbix4hr1r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Headset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spacing w:after="80"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17qg50vpfxw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Additional resources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8u5kgx3jxkv2" w:id="4"/>
      <w:bookmarkEnd w:id="4"/>
      <w:r w:rsidDel="00000000" w:rsidR="00000000" w:rsidRPr="00000000">
        <w:rPr>
          <w:rtl w:val="0"/>
        </w:rPr>
        <w:t xml:space="preserve">Initial set-up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The instructions are for Windows OS, please follow similar steps for Linux or Mac OS. 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Re-configure VCP: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to</w:t>
      </w:r>
      <w:r w:rsidDel="00000000" w:rsidR="00000000" w:rsidRPr="00000000">
        <w:rPr>
          <w:rtl w:val="0"/>
        </w:rPr>
        <w:t xml:space="preserve">: Control Panel &gt; Device Manager &gt; Ports &gt; USB Serial Port (your COM port for the dongle) &gt; Port Settings &gt; Advanced.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</w:t>
      </w:r>
      <w:r w:rsidDel="00000000" w:rsidR="00000000" w:rsidRPr="00000000">
        <w:rPr>
          <w:rtl w:val="0"/>
        </w:rPr>
        <w:t xml:space="preserve">: Latency Timer to 1ms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this for all the USB ports you may use with the dungle in the future.   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sure you are working on 64 bit operating system: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to: Start menu&gt; Settings &gt; System &gt; About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OS version is listed under Device specifications &gt; System type.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are using a 32 bit operating system, replace your OpenBCI GUI with the 5.0.4 version of the GUI, and notify the staff (this might cause compatibility issues within your team).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rqvd1bbk67x2" w:id="5"/>
      <w:bookmarkEnd w:id="5"/>
      <w:r w:rsidDel="00000000" w:rsidR="00000000" w:rsidRPr="00000000">
        <w:rPr>
          <w:rtl w:val="0"/>
        </w:rPr>
        <w:t xml:space="preserve">How to connect to your openBCI (Cyton+Daisy)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5cje923byx3t" w:id="6"/>
      <w:bookmarkEnd w:id="6"/>
      <w:r w:rsidDel="00000000" w:rsidR="00000000" w:rsidRPr="00000000">
        <w:rPr>
          <w:rtl w:val="0"/>
        </w:rPr>
        <w:t xml:space="preserve">Correct order of setup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  <w:t xml:space="preserve">Batteries &gt; dongle &gt; board &gt; GUI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qexsqax3c4t9" w:id="7"/>
      <w:bookmarkEnd w:id="7"/>
      <w:r w:rsidDel="00000000" w:rsidR="00000000" w:rsidRPr="00000000">
        <w:rPr>
          <w:rtl w:val="0"/>
        </w:rPr>
        <w:t xml:space="preserve">Insert batteries to battery holder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Be mindful not to disconnect any wires.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system uses 4 X AA 1.5V batteries.</w:t>
        <w:br w:type="textWrapping"/>
        <w:t xml:space="preserve">When batteries drain, the signal may get distorted. 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</w:pPr>
      <w:r w:rsidDel="00000000" w:rsidR="00000000" w:rsidRPr="00000000">
        <w:rPr>
          <w:highlight w:val="yellow"/>
          <w:rtl w:val="0"/>
        </w:rPr>
        <w:t xml:space="preserve">NEW</w:t>
      </w:r>
      <w:r w:rsidDel="00000000" w:rsidR="00000000" w:rsidRPr="00000000">
        <w:rPr>
          <w:rtl w:val="0"/>
        </w:rPr>
        <w:t xml:space="preserve"> before every use, measure the voltage of the batteries. </w:t>
        <w:br w:type="textWrapping"/>
        <w:t xml:space="preserve">Voltage should be above 1.4V. </w:t>
        <w:br w:type="textWrapping"/>
        <w:t xml:space="preserve">If it is lower, replace the battery (you can use it for any other device - it is still strong, but not enough for our use)</w:t>
        <w:br w:type="textWrapping"/>
      </w:r>
      <w:r w:rsidDel="00000000" w:rsidR="00000000" w:rsidRPr="00000000">
        <w:rPr>
          <w:b w:val="1"/>
          <w:rtl w:val="0"/>
        </w:rPr>
        <w:t xml:space="preserve">For the first two weeks, please label the batteries 1 to 4 and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keep track of their voltage here</w:t>
        </w:r>
      </w:hyperlink>
      <w:r w:rsidDel="00000000" w:rsidR="00000000" w:rsidRPr="00000000">
        <w:rPr>
          <w:b w:val="1"/>
          <w:rtl w:val="0"/>
        </w:rPr>
        <w:t xml:space="preserve"> - This will help us learn &amp; improve.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Please remember to remove the batteries after every use and </w:t>
      </w:r>
      <w:r w:rsidDel="00000000" w:rsidR="00000000" w:rsidRPr="00000000">
        <w:rPr>
          <w:b w:val="1"/>
          <w:rtl w:val="0"/>
        </w:rPr>
        <w:t xml:space="preserve">store them outside of the headset’s box</w:t>
      </w:r>
      <w:r w:rsidDel="00000000" w:rsidR="00000000" w:rsidRPr="00000000">
        <w:rPr>
          <w:rtl w:val="0"/>
        </w:rPr>
        <w:t xml:space="preserve">. The weight of the batteries may damage the headset.</w:t>
        <w:br w:type="textWrapping"/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7ck56w3jsu4" w:id="8"/>
      <w:bookmarkEnd w:id="8"/>
      <w:r w:rsidDel="00000000" w:rsidR="00000000" w:rsidRPr="00000000">
        <w:rPr>
          <w:rtl w:val="0"/>
        </w:rPr>
        <w:t xml:space="preserve">Connect the dongle to your computer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Dongle should indicate status via a blue light on it</w:t>
        <w:br w:type="textWrapping"/>
      </w:r>
      <w:r w:rsidDel="00000000" w:rsidR="00000000" w:rsidRPr="00000000">
        <w:rPr/>
        <w:drawing>
          <wp:inline distB="114300" distT="114300" distL="114300" distR="114300">
            <wp:extent cx="2338388" cy="3113471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311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</w:pPr>
      <w:r w:rsidDel="00000000" w:rsidR="00000000" w:rsidRPr="00000000">
        <w:rPr>
          <w:u w:val="single"/>
          <w:rtl w:val="0"/>
        </w:rPr>
        <w:t xml:space="preserve">Troubleshooting: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Make sure nothing is touching the dongle (device is conductive)</w:t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Dongle should be in the correct USB orientation (gold contact stripes facing upwards)</w:t>
      </w:r>
    </w:p>
    <w:p w:rsidR="00000000" w:rsidDel="00000000" w:rsidP="00000000" w:rsidRDefault="00000000" w:rsidRPr="00000000" w14:paraId="00000037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Dongle physical switch should always be set to GPIO6</w:t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Change USB port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If the dongle shuts down after ~10 seconds: </w:t>
      </w:r>
    </w:p>
    <w:p w:rsidR="00000000" w:rsidDel="00000000" w:rsidP="00000000" w:rsidRDefault="00000000" w:rsidRPr="00000000" w14:paraId="0000003A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Follow these instructions</w:t>
      </w:r>
    </w:p>
    <w:p w:rsidR="00000000" w:rsidDel="00000000" w:rsidP="00000000" w:rsidRDefault="00000000" w:rsidRPr="00000000" w14:paraId="0000003B">
      <w:pPr>
        <w:numPr>
          <w:ilvl w:val="3"/>
          <w:numId w:val="1"/>
        </w:numPr>
        <w:ind w:left="2880" w:hanging="360"/>
        <w:rPr/>
      </w:pPr>
      <w:r w:rsidDel="00000000" w:rsidR="00000000" w:rsidRPr="00000000">
        <w:rPr>
          <w:rtl w:val="0"/>
        </w:rPr>
        <w:t xml:space="preserve">Disabling USB power saving (</w:t>
      </w:r>
      <w:hyperlink r:id="rId8">
        <w:r w:rsidDel="00000000" w:rsidR="00000000" w:rsidRPr="00000000">
          <w:rPr>
            <w:color w:val="0000ff"/>
            <w:u w:val="single"/>
            <w:rtl w:val="0"/>
          </w:rPr>
          <w:t xml:space="preserve">from device manager</w:t>
        </w:r>
      </w:hyperlink>
      <w:r w:rsidDel="00000000" w:rsidR="00000000" w:rsidRPr="00000000">
        <w:rPr>
          <w:rtl w:val="0"/>
        </w:rPr>
        <w:t xml:space="preserve">)  </w:t>
      </w:r>
    </w:p>
    <w:p w:rsidR="00000000" w:rsidDel="00000000" w:rsidP="00000000" w:rsidRDefault="00000000" w:rsidRPr="00000000" w14:paraId="0000003C">
      <w:pPr>
        <w:numPr>
          <w:ilvl w:val="3"/>
          <w:numId w:val="1"/>
        </w:numPr>
        <w:ind w:left="2880" w:hanging="360"/>
        <w:rPr/>
      </w:pPr>
      <w:r w:rsidDel="00000000" w:rsidR="00000000" w:rsidRPr="00000000">
        <w:rPr>
          <w:rtl w:val="0"/>
        </w:rPr>
        <w:t xml:space="preserve">Disabling USB selective suspension (</w:t>
      </w:r>
      <w:hyperlink r:id="rId9">
        <w:r w:rsidDel="00000000" w:rsidR="00000000" w:rsidRPr="00000000">
          <w:rPr>
            <w:color w:val="0000ff"/>
            <w:u w:val="single"/>
            <w:rtl w:val="0"/>
          </w:rPr>
          <w:t xml:space="preserve">from power settings</w:t>
        </w:r>
      </w:hyperlink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3D">
      <w:pPr>
        <w:numPr>
          <w:ilvl w:val="3"/>
          <w:numId w:val="1"/>
        </w:numPr>
        <w:ind w:left="2880" w:hanging="360"/>
        <w:rPr/>
      </w:pPr>
      <w:r w:rsidDel="00000000" w:rsidR="00000000" w:rsidRPr="00000000">
        <w:rPr>
          <w:rtl w:val="0"/>
        </w:rPr>
        <w:t xml:space="preserve">Installing virtual com port drivers here (</w:t>
      </w:r>
      <w:hyperlink r:id="rId10">
        <w:r w:rsidDel="00000000" w:rsidR="00000000" w:rsidRPr="00000000">
          <w:rPr>
            <w:color w:val="0000ff"/>
            <w:u w:val="single"/>
            <w:rtl w:val="0"/>
          </w:rPr>
          <w:t xml:space="preserve">download executable here</w:t>
        </w:r>
      </w:hyperlink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3E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If this fix doesn't work, try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this one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24zbtf5qq0z7" w:id="9"/>
      <w:bookmarkEnd w:id="9"/>
      <w:r w:rsidDel="00000000" w:rsidR="00000000" w:rsidRPr="00000000">
        <w:rPr>
          <w:rtl w:val="0"/>
        </w:rPr>
        <w:t xml:space="preserve">Power up OpenBCI board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Set three-way switch to PC (up position).</w:t>
        <w:br w:type="textWrapping"/>
        <w:t xml:space="preserve">Switch is located on the right hand side of board</w:t>
        <w:br w:type="textWrapping"/>
        <w:t xml:space="preserve">Note that OFF is the middle switch position.</w:t>
        <w:br w:type="textWrapping"/>
      </w:r>
      <w:r w:rsidDel="00000000" w:rsidR="00000000" w:rsidRPr="00000000">
        <w:rPr/>
        <w:drawing>
          <wp:inline distB="114300" distT="114300" distL="114300" distR="114300">
            <wp:extent cx="2184661" cy="291941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4661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Board should indicate status via a blue light on it</w:t>
        <w:br w:type="textWrapping"/>
      </w:r>
      <w:r w:rsidDel="00000000" w:rsidR="00000000" w:rsidRPr="00000000">
        <w:rPr/>
        <w:drawing>
          <wp:inline distB="114300" distT="114300" distL="114300" distR="114300">
            <wp:extent cx="2166938" cy="2873018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287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</w:pPr>
      <w:r w:rsidDel="00000000" w:rsidR="00000000" w:rsidRPr="00000000">
        <w:rPr>
          <w:u w:val="single"/>
          <w:rtl w:val="0"/>
        </w:rPr>
        <w:t xml:space="preserve">Troubleshooting: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Make sure switch is set to PC mode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Check power extension cord connector (white box connector, wire color may vary)</w:t>
        <w:br w:type="textWrapping"/>
      </w:r>
      <w:r w:rsidDel="00000000" w:rsidR="00000000" w:rsidRPr="00000000">
        <w:rPr/>
        <w:drawing>
          <wp:inline distB="114300" distT="114300" distL="114300" distR="114300">
            <wp:extent cx="2986088" cy="397206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3972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Change batteries</w:t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4vz091n0hv6b" w:id="10"/>
      <w:bookmarkEnd w:id="10"/>
      <w:r w:rsidDel="00000000" w:rsidR="00000000" w:rsidRPr="00000000">
        <w:rPr>
          <w:rtl w:val="0"/>
        </w:rPr>
        <w:t xml:space="preserve">Connect to OpenBCI GUI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First time connecting this specific headset to your computer?</w:t>
        <w:br w:type="textWrapping"/>
        <w:t xml:space="preserve">Follow these instructions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) to change the latency timer settings in your USB port.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OpenBCI GUI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On main screen, set the following: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98781" cy="364177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8781" cy="364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Data Source: </w:t>
      </w:r>
      <w:r w:rsidDel="00000000" w:rsidR="00000000" w:rsidRPr="00000000">
        <w:rPr>
          <w:rtl w:val="0"/>
        </w:rPr>
        <w:t xml:space="preserve">LIVE (from Cyton)</w:t>
        <w:br w:type="textWrapping"/>
        <w:t xml:space="preserve">Note that the system can also:</w:t>
        <w:br w:type="textWrapping"/>
        <w:t xml:space="preserve">(1) playback a file that has been recorded in the past; </w:t>
        <w:br w:type="textWrapping"/>
        <w:t xml:space="preserve">(2) produce synthetic signals for testing.</w:t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Pick Transfer Protocol: </w:t>
      </w:r>
      <w:r w:rsidDel="00000000" w:rsidR="00000000" w:rsidRPr="00000000">
        <w:rPr>
          <w:rtl w:val="0"/>
        </w:rPr>
        <w:t xml:space="preserve">Serial (from Dongle)</w:t>
      </w:r>
    </w:p>
    <w:p w:rsidR="00000000" w:rsidDel="00000000" w:rsidP="00000000" w:rsidRDefault="00000000" w:rsidRPr="00000000" w14:paraId="0000004C">
      <w:pPr>
        <w:numPr>
          <w:ilvl w:val="1"/>
          <w:numId w:val="1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Session Data: </w:t>
      </w:r>
      <w:r w:rsidDel="00000000" w:rsidR="00000000" w:rsidRPr="00000000">
        <w:rPr>
          <w:rtl w:val="0"/>
        </w:rPr>
        <w:t xml:space="preserve">do not change settings</w:t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Channel Count: </w:t>
      </w:r>
      <w:r w:rsidDel="00000000" w:rsidR="00000000" w:rsidRPr="00000000">
        <w:rPr>
          <w:rtl w:val="0"/>
        </w:rPr>
        <w:t xml:space="preserve">16 Channels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Set: </w:t>
      </w:r>
      <w:r w:rsidDel="00000000" w:rsidR="00000000" w:rsidRPr="00000000">
        <w:rPr>
          <w:b w:val="1"/>
          <w:rtl w:val="0"/>
        </w:rPr>
        <w:t xml:space="preserve">Serial connect:</w:t>
      </w:r>
      <w:r w:rsidDel="00000000" w:rsidR="00000000" w:rsidRPr="00000000">
        <w:rPr>
          <w:rtl w:val="0"/>
        </w:rPr>
        <w:t xml:space="preserve"> Auto-connect</w:t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u w:val="single"/>
          <w:rtl w:val="0"/>
        </w:rPr>
        <w:t xml:space="preserve">Troubleshooting:</w:t>
        <w:br w:type="textWrapping"/>
      </w:r>
      <w:r w:rsidDel="00000000" w:rsidR="00000000" w:rsidRPr="00000000">
        <w:rPr>
          <w:rtl w:val="0"/>
        </w:rPr>
        <w:t xml:space="preserve">If Auto connect doesn't work:</w:t>
      </w:r>
    </w:p>
    <w:p w:rsidR="00000000" w:rsidDel="00000000" w:rsidP="00000000" w:rsidRDefault="00000000" w:rsidRPr="00000000" w14:paraId="00000050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rtl w:val="0"/>
        </w:rPr>
        <w:t xml:space="preserve">Serial connect:</w:t>
      </w:r>
      <w:r w:rsidDel="00000000" w:rsidR="00000000" w:rsidRPr="00000000">
        <w:rPr>
          <w:rtl w:val="0"/>
        </w:rPr>
        <w:t xml:space="preserve"> Manual</w:t>
        <w:br w:type="textWrapping"/>
      </w:r>
      <w:r w:rsidDel="00000000" w:rsidR="00000000" w:rsidRPr="00000000">
        <w:rPr/>
        <w:drawing>
          <wp:inline distB="114300" distT="114300" distL="114300" distR="114300">
            <wp:extent cx="3700463" cy="290564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905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rtl w:val="0"/>
        </w:rPr>
        <w:t xml:space="preserve">Serial/COM port: </w:t>
      </w:r>
      <w:r w:rsidDel="00000000" w:rsidR="00000000" w:rsidRPr="00000000">
        <w:rPr>
          <w:rtl w:val="0"/>
        </w:rPr>
        <w:t xml:space="preserve">Choose correct one</w:t>
        <w:br w:type="textWrapping"/>
        <w:t xml:space="preserve">If unknown (depending on OS):</w:t>
        <w:br w:type="textWrapping"/>
        <w:t xml:space="preserve">Open System Device Manager to see which serial port the dongle is connected to. In Windows OS, serial ports are named COM.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b w:val="1"/>
          <w:rtl w:val="0"/>
        </w:rPr>
        <w:t xml:space="preserve">Autoscan </w:t>
      </w:r>
      <w:r w:rsidDel="00000000" w:rsidR="00000000" w:rsidRPr="00000000">
        <w:rPr>
          <w:rtl w:val="0"/>
        </w:rPr>
        <w:t xml:space="preserve">and follow any instructions shown at the bottom of the screen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Once connection is established (status bar at bottom of screen turns green), press </w:t>
      </w:r>
      <w:r w:rsidDel="00000000" w:rsidR="00000000" w:rsidRPr="00000000">
        <w:rPr>
          <w:b w:val="1"/>
          <w:rtl w:val="0"/>
        </w:rPr>
        <w:t xml:space="preserve">Start session </w:t>
      </w:r>
      <w:r w:rsidDel="00000000" w:rsidR="00000000" w:rsidRPr="00000000">
        <w:rPr>
          <w:rtl w:val="0"/>
        </w:rPr>
        <w:t xml:space="preserve">(top left corner)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 new screen will open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highlight w:val="yellow"/>
          <w:rtl w:val="0"/>
        </w:rPr>
        <w:t xml:space="preserve">NEW</w:t>
      </w:r>
      <w:r w:rsidDel="00000000" w:rsidR="00000000" w:rsidRPr="00000000">
        <w:rPr>
          <w:rtl w:val="0"/>
        </w:rPr>
        <w:t xml:space="preserve"> Press Hardware settings (below Start Data Stream)</w:t>
        <w:br w:type="textWrapping"/>
      </w:r>
      <w:r w:rsidDel="00000000" w:rsidR="00000000" w:rsidRPr="00000000">
        <w:rPr/>
        <w:drawing>
          <wp:inline distB="114300" distT="114300" distL="114300" distR="114300">
            <wp:extent cx="3890963" cy="4095079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488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4095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Load</w:t>
        <w:br w:type="textWrapping"/>
        <w:t xml:space="preserve">Load the file </w:t>
      </w:r>
      <w:r w:rsidDel="00000000" w:rsidR="00000000" w:rsidRPr="00000000">
        <w:rPr>
          <w:b w:val="1"/>
          <w:rtl w:val="0"/>
        </w:rPr>
        <w:t xml:space="preserve">Active6</w:t>
      </w:r>
      <w:r w:rsidDel="00000000" w:rsidR="00000000" w:rsidRPr="00000000">
        <w:rPr>
          <w:rtl w:val="0"/>
        </w:rPr>
        <w:t xml:space="preserve"> form the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Firmware settings folder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b w:val="1"/>
          <w:rtl w:val="0"/>
        </w:rPr>
        <w:t xml:space="preserve">Send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Time series (where the hardware settings button was)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b w:val="1"/>
          <w:rtl w:val="0"/>
        </w:rPr>
        <w:t xml:space="preserve">Start data stream </w:t>
      </w:r>
      <w:r w:rsidDel="00000000" w:rsidR="00000000" w:rsidRPr="00000000">
        <w:rPr>
          <w:rtl w:val="0"/>
        </w:rPr>
        <w:t xml:space="preserve">(top left corner)</w:t>
        <w:br w:type="textWrapping"/>
      </w:r>
      <w:r w:rsidDel="00000000" w:rsidR="00000000" w:rsidRPr="00000000">
        <w:rPr/>
        <w:drawing>
          <wp:inline distB="114300" distT="114300" distL="114300" distR="114300">
            <wp:extent cx="3795713" cy="2960971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960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</w:pPr>
      <w:r w:rsidDel="00000000" w:rsidR="00000000" w:rsidRPr="00000000">
        <w:rPr>
          <w:u w:val="single"/>
          <w:rtl w:val="0"/>
        </w:rPr>
        <w:t xml:space="preserve">Troubleshooting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u w:val="single"/>
          <w:rtl w:val="0"/>
        </w:rPr>
        <w:t xml:space="preserve">No signal / Bad signal </w:t>
      </w:r>
    </w:p>
    <w:p w:rsidR="00000000" w:rsidDel="00000000" w:rsidP="00000000" w:rsidRDefault="00000000" w:rsidRPr="00000000" w14:paraId="0000005C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Make sure you've selected the correct serial/COM port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Close OpenBCI GUI, power down your Cyton board and unplug your USB Dongle. Then, plug back in your USB Dongle,power up your Cyton board and open GUI in that order.</w:t>
      </w:r>
    </w:p>
    <w:p w:rsidR="00000000" w:rsidDel="00000000" w:rsidP="00000000" w:rsidRDefault="00000000" w:rsidRPr="00000000" w14:paraId="0000005E">
      <w:pPr>
        <w:numPr>
          <w:ilvl w:val="1"/>
          <w:numId w:val="1"/>
        </w:numPr>
        <w:ind w:left="1440" w:hanging="360"/>
      </w:pPr>
      <w:r w:rsidDel="00000000" w:rsidR="00000000" w:rsidRPr="00000000">
        <w:rPr>
          <w:u w:val="single"/>
          <w:rtl w:val="0"/>
        </w:rPr>
        <w:t xml:space="preserve">Noise at 25Hz in FFT</w:t>
      </w:r>
      <w:r w:rsidDel="00000000" w:rsidR="00000000" w:rsidRPr="00000000">
        <w:rPr>
          <w:rtl w:val="0"/>
        </w:rPr>
        <w:br w:type="textWrapping"/>
        <w:t xml:space="preserve">Disconnect computer chargers / transformers in your surroundings.</w:t>
        <w:br w:type="textWrapping"/>
        <w:t xml:space="preserve">Depending on the source of the disturbance, this may help. 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highlight w:val="yellow"/>
          <w:u w:val="single"/>
          <w:rtl w:val="0"/>
        </w:rPr>
        <w:t xml:space="preserve">NEW</w:t>
      </w:r>
      <w:r w:rsidDel="00000000" w:rsidR="00000000" w:rsidRPr="00000000">
        <w:rPr>
          <w:u w:val="single"/>
          <w:rtl w:val="0"/>
        </w:rPr>
        <w:t xml:space="preserve"> Many railed electrodes, or no signal is visible</w:t>
      </w:r>
    </w:p>
    <w:p w:rsidR="00000000" w:rsidDel="00000000" w:rsidP="00000000" w:rsidRDefault="00000000" w:rsidRPr="00000000" w14:paraId="00000060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stop data stream</w:t>
      </w:r>
    </w:p>
    <w:p w:rsidR="00000000" w:rsidDel="00000000" w:rsidP="00000000" w:rsidRDefault="00000000" w:rsidRPr="00000000" w14:paraId="00000061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Adjust the hardware settings(as instructed above), by loading a lower (if railed) or higher (if no signal) ratio of amplification from the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Firmware settings folder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2o3q5xig04qe" w:id="11"/>
      <w:bookmarkEnd w:id="11"/>
      <w:r w:rsidDel="00000000" w:rsidR="00000000" w:rsidRPr="00000000">
        <w:rPr>
          <w:rtl w:val="0"/>
        </w:rPr>
        <w:t xml:space="preserve">Set LSL broadcast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Open the dropdown menu at the top left corner of one of the widgets, and choose the </w:t>
      </w:r>
      <w:r w:rsidDel="00000000" w:rsidR="00000000" w:rsidRPr="00000000">
        <w:rPr>
          <w:b w:val="1"/>
          <w:rtl w:val="0"/>
        </w:rPr>
        <w:t xml:space="preserve">Networking </w:t>
      </w:r>
      <w:r w:rsidDel="00000000" w:rsidR="00000000" w:rsidRPr="00000000">
        <w:rPr>
          <w:rtl w:val="0"/>
        </w:rPr>
        <w:t xml:space="preserve">widget</w:t>
        <w:br w:type="textWrapping"/>
      </w:r>
      <w:r w:rsidDel="00000000" w:rsidR="00000000" w:rsidRPr="00000000">
        <w:rPr/>
        <w:drawing>
          <wp:inline distB="114300" distT="114300" distL="114300" distR="114300">
            <wp:extent cx="4384766" cy="238601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4766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 Network widget, set:</w:t>
        <w:br w:type="textWrapping"/>
      </w:r>
      <w:r w:rsidDel="00000000" w:rsidR="00000000" w:rsidRPr="00000000">
        <w:rPr>
          <w:b w:val="1"/>
          <w:rtl w:val="0"/>
        </w:rPr>
        <w:t xml:space="preserve">Protocol </w:t>
      </w:r>
      <w:r w:rsidDel="00000000" w:rsidR="00000000" w:rsidRPr="00000000">
        <w:rPr>
          <w:rtl w:val="0"/>
        </w:rPr>
        <w:t xml:space="preserve">(top right corner) to LSL</w:t>
        <w:br w:type="textWrapping"/>
      </w:r>
      <w:r w:rsidDel="00000000" w:rsidR="00000000" w:rsidRPr="00000000">
        <w:rPr>
          <w:b w:val="1"/>
          <w:rtl w:val="0"/>
        </w:rPr>
        <w:t xml:space="preserve">Data Type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stream 1</w:t>
      </w:r>
      <w:r w:rsidDel="00000000" w:rsidR="00000000" w:rsidRPr="00000000">
        <w:rPr>
          <w:rtl w:val="0"/>
        </w:rPr>
        <w:t xml:space="preserve"> to TimeSeries</w:t>
        <w:br w:type="textWrapping"/>
      </w:r>
      <w:r w:rsidDel="00000000" w:rsidR="00000000" w:rsidRPr="00000000">
        <w:rPr>
          <w:b w:val="1"/>
          <w:rtl w:val="0"/>
        </w:rPr>
        <w:t xml:space="preserve">Data Type</w:t>
      </w:r>
      <w:r w:rsidDel="00000000" w:rsidR="00000000" w:rsidRPr="00000000">
        <w:rPr>
          <w:rtl w:val="0"/>
        </w:rPr>
        <w:t xml:space="preserve"> of</w:t>
      </w:r>
      <w:r w:rsidDel="00000000" w:rsidR="00000000" w:rsidRPr="00000000">
        <w:rPr>
          <w:b w:val="1"/>
          <w:rtl w:val="0"/>
        </w:rPr>
        <w:t xml:space="preserve"> stream 2 and 3</w:t>
      </w:r>
      <w:r w:rsidDel="00000000" w:rsidR="00000000" w:rsidRPr="00000000">
        <w:rPr>
          <w:rtl w:val="0"/>
        </w:rPr>
        <w:t xml:space="preserve"> to None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4977716" cy="2386013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7716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b w:val="1"/>
          <w:rtl w:val="0"/>
        </w:rPr>
        <w:t xml:space="preserve">Start</w:t>
        <w:br w:type="textWrapping"/>
      </w:r>
      <w:r w:rsidDel="00000000" w:rsidR="00000000" w:rsidRPr="00000000">
        <w:rPr>
          <w:rtl w:val="0"/>
        </w:rPr>
        <w:t xml:space="preserve">Note that the data being broadcasted is the raw data, without any GUI filters.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m1u78aqq0ehw" w:id="12"/>
      <w:bookmarkEnd w:id="12"/>
      <w:r w:rsidDel="00000000" w:rsidR="00000000" w:rsidRPr="00000000">
        <w:rPr>
          <w:rtl w:val="0"/>
        </w:rPr>
        <w:t xml:space="preserve">End session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Stop LSL stream within Networking widget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b w:val="1"/>
          <w:rtl w:val="0"/>
        </w:rPr>
        <w:t xml:space="preserve">Stop Data Stream</w:t>
      </w:r>
      <w:r w:rsidDel="00000000" w:rsidR="00000000" w:rsidRPr="00000000">
        <w:rPr>
          <w:rtl w:val="0"/>
        </w:rPr>
        <w:t xml:space="preserve"> (top right corner)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Exit OpenBCI GUI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Set board switch to off (middle position)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Disconnect the dongle and place it in the silver ziplock bag (for anti-static protection).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Remove batteries for storage and transport.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/>
      </w:pPr>
      <w:bookmarkStart w:colFirst="0" w:colLast="0" w:name="_2muw06oha8pt" w:id="13"/>
      <w:bookmarkEnd w:id="13"/>
      <w:r w:rsidDel="00000000" w:rsidR="00000000" w:rsidRPr="00000000">
        <w:rPr>
          <w:rtl w:val="0"/>
        </w:rPr>
        <w:t xml:space="preserve">OpenBCI GUI auto-recording (*.txt file)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OpenBCI GUI automatically saves every session as a *.txt file in the My Documents folder on your local hard drive. </w:t>
        <w:br w:type="textWrapping"/>
        <w:t xml:space="preserve">Back up these files together with your recordings, in your team’s Drive folder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t1ffzlf0acwa" w:id="14"/>
      <w:bookmarkEnd w:id="14"/>
      <w:r w:rsidDel="00000000" w:rsidR="00000000" w:rsidRPr="00000000">
        <w:rPr>
          <w:rtl w:val="0"/>
        </w:rPr>
        <w:t xml:space="preserve">Placing the system on a participant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highlight w:val="yellow"/>
          <w:rtl w:val="0"/>
        </w:rPr>
        <w:t xml:space="preserve">NEW</w:t>
      </w:r>
      <w:r w:rsidDel="00000000" w:rsidR="00000000" w:rsidRPr="00000000">
        <w:rPr>
          <w:rtl w:val="0"/>
        </w:rPr>
        <w:br w:type="textWrapping"/>
      </w:r>
    </w:p>
    <w:tbl>
      <w:tblPr>
        <w:tblStyle w:val="Table1"/>
        <w:tblW w:w="902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38338" cy="2579900"/>
                  <wp:effectExtent b="0" l="0" r="0" t="0"/>
                  <wp:docPr id="4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338" cy="257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30597" cy="2571879"/>
                  <wp:effectExtent b="0" l="0" r="0" t="0"/>
                  <wp:docPr id="1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597" cy="25718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ins w:author="Noam Ashkenazi" w:id="0" w:date="2021-12-28T09:33:37Z">
        <w:r w:rsidDel="00000000" w:rsidR="00000000" w:rsidRPr="00000000">
          <w:rPr>
            <w:rtl w:val="0"/>
          </w:rPr>
          <w:t xml:space="preserve"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u w:val="single"/>
          <w:rtl w:val="0"/>
        </w:rPr>
        <w:t xml:space="preserve">Getting to know the headset</w:t>
        <w:br w:type="textWrapping"/>
      </w:r>
      <w:r w:rsidDel="00000000" w:rsidR="00000000" w:rsidRPr="00000000">
        <w:rPr>
          <w:rtl w:val="0"/>
        </w:rPr>
        <w:t xml:space="preserve">When first working with the headset, make sure you know where these are: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Adjustable straps</w:t>
        <w:br w:type="textWrapping"/>
      </w:r>
      <w:r w:rsidDel="00000000" w:rsidR="00000000" w:rsidRPr="00000000">
        <w:rPr>
          <w:rtl w:val="0"/>
        </w:rPr>
        <w:t xml:space="preserve">Main strap (2 clips)</w:t>
      </w:r>
    </w:p>
    <w:p w:rsidR="00000000" w:rsidDel="00000000" w:rsidP="00000000" w:rsidRDefault="00000000" w:rsidRPr="00000000" w14:paraId="0000007A">
      <w:pPr>
        <w:numPr>
          <w:ilvl w:val="2"/>
          <w:numId w:val="5"/>
        </w:numPr>
        <w:ind w:left="2160" w:hanging="360"/>
      </w:pPr>
      <w:r w:rsidDel="00000000" w:rsidR="00000000" w:rsidRPr="00000000">
        <w:rPr>
          <w:rtl w:val="0"/>
        </w:rPr>
        <w:t xml:space="preserve">Chin strap (1 adjuster)</w:t>
      </w:r>
    </w:p>
    <w:p w:rsidR="00000000" w:rsidDel="00000000" w:rsidP="00000000" w:rsidRDefault="00000000" w:rsidRPr="00000000" w14:paraId="0000007B">
      <w:pPr>
        <w:numPr>
          <w:ilvl w:val="2"/>
          <w:numId w:val="5"/>
        </w:numPr>
        <w:ind w:left="2160" w:hanging="360"/>
      </w:pPr>
      <w:r w:rsidDel="00000000" w:rsidR="00000000" w:rsidRPr="00000000">
        <w:rPr>
          <w:rtl w:val="0"/>
        </w:rPr>
        <w:t xml:space="preserve">Dorsal cheek straps (2 adjusters)</w:t>
      </w:r>
    </w:p>
    <w:p w:rsidR="00000000" w:rsidDel="00000000" w:rsidP="00000000" w:rsidRDefault="00000000" w:rsidRPr="00000000" w14:paraId="0000007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Frontal cheek straps (2 adjusters)</w:t>
      </w:r>
    </w:p>
    <w:p w:rsidR="00000000" w:rsidDel="00000000" w:rsidP="00000000" w:rsidRDefault="00000000" w:rsidRPr="00000000" w14:paraId="0000007D">
      <w:pPr>
        <w:numPr>
          <w:ilvl w:val="2"/>
          <w:numId w:val="5"/>
        </w:numPr>
        <w:ind w:left="2160" w:hanging="360"/>
      </w:pPr>
      <w:r w:rsidDel="00000000" w:rsidR="00000000" w:rsidRPr="00000000">
        <w:rPr>
          <w:rtl w:val="0"/>
        </w:rPr>
        <w:t xml:space="preserve">Dorsal straps (2 adjusters)</w:t>
      </w:r>
    </w:p>
    <w:p w:rsidR="00000000" w:rsidDel="00000000" w:rsidP="00000000" w:rsidRDefault="00000000" w:rsidRPr="00000000" w14:paraId="0000007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Frontal straps (2 adjusters)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Board and wire casing</w:t>
      </w:r>
    </w:p>
    <w:p w:rsidR="00000000" w:rsidDel="00000000" w:rsidP="00000000" w:rsidRDefault="00000000" w:rsidRPr="00000000" w14:paraId="00000080">
      <w:pPr>
        <w:numPr>
          <w:ilvl w:val="2"/>
          <w:numId w:val="5"/>
        </w:numPr>
        <w:ind w:left="2160" w:hanging="360"/>
        <w:rPr/>
      </w:pPr>
      <w:r w:rsidDel="00000000" w:rsidR="00000000" w:rsidRPr="00000000">
        <w:rPr>
          <w:rtl w:val="0"/>
        </w:rPr>
        <w:t xml:space="preserve">Board switch</w:t>
      </w:r>
    </w:p>
    <w:p w:rsidR="00000000" w:rsidDel="00000000" w:rsidP="00000000" w:rsidRDefault="00000000" w:rsidRPr="00000000" w14:paraId="0000008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Placing the headset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Start fresh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all Adjustable straps to their maximum length</w:t>
        <w:br w:type="textWrapping"/>
        <w:t xml:space="preserve">If the participant has already worn the headset, you may skip opening the main strip. Do open all the rest.</w:t>
      </w:r>
    </w:p>
    <w:p w:rsidR="00000000" w:rsidDel="00000000" w:rsidP="00000000" w:rsidRDefault="00000000" w:rsidRPr="00000000" w14:paraId="0000008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Screw all electrode sockets out to their maximum (away from the head).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Fit the main strap</w:t>
      </w:r>
    </w:p>
    <w:p w:rsidR="00000000" w:rsidDel="00000000" w:rsidP="00000000" w:rsidRDefault="00000000" w:rsidRPr="00000000" w14:paraId="0000008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Measure the head circumference of the participant with tape measure or string. Measure from the neck,</w:t>
      </w:r>
      <w:r w:rsidDel="00000000" w:rsidR="00000000" w:rsidRPr="00000000">
        <w:rPr>
          <w:u w:val="single"/>
          <w:rtl w:val="0"/>
        </w:rPr>
        <w:t xml:space="preserve"> just below the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inion</w:t>
        </w:r>
      </w:hyperlink>
      <w:r w:rsidDel="00000000" w:rsidR="00000000" w:rsidRPr="00000000">
        <w:rPr>
          <w:rtl w:val="0"/>
        </w:rPr>
        <w:t xml:space="preserve"> to the middle of the forehead.</w:t>
      </w:r>
    </w:p>
    <w:p w:rsidR="00000000" w:rsidDel="00000000" w:rsidP="00000000" w:rsidRDefault="00000000" w:rsidRPr="00000000" w14:paraId="0000008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Adjust the main strap to the length you measured. </w:t>
        <w:br w:type="textWrapping"/>
        <w:t xml:space="preserve">Make sure the Occipital electrodes are </w:t>
      </w:r>
      <w:r w:rsidDel="00000000" w:rsidR="00000000" w:rsidRPr="00000000">
        <w:rPr>
          <w:highlight w:val="magenta"/>
          <w:rtl w:val="0"/>
        </w:rPr>
        <w:t xml:space="preserve">centered </w:t>
      </w:r>
      <w:r w:rsidDel="00000000" w:rsidR="00000000" w:rsidRPr="00000000">
        <w:rPr>
          <w:rtl w:val="0"/>
        </w:rPr>
        <w:t xml:space="preserve">to the middle of the back strap</w:t>
      </w:r>
    </w:p>
    <w:p w:rsidR="00000000" w:rsidDel="00000000" w:rsidP="00000000" w:rsidRDefault="00000000" w:rsidRPr="00000000" w14:paraId="0000008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one of the clips</w:t>
      </w:r>
    </w:p>
    <w:p w:rsidR="00000000" w:rsidDel="00000000" w:rsidP="00000000" w:rsidRDefault="00000000" w:rsidRPr="00000000" w14:paraId="0000008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Place on participants. </w:t>
        <w:br w:type="textWrapping"/>
        <w:t xml:space="preserve">Make sure frontal and dorsal straps are </w:t>
      </w:r>
      <w:r w:rsidDel="00000000" w:rsidR="00000000" w:rsidRPr="00000000">
        <w:rPr>
          <w:highlight w:val="magenta"/>
          <w:rtl w:val="0"/>
        </w:rPr>
        <w:t xml:space="preserve">centered</w:t>
      </w:r>
      <w:r w:rsidDel="00000000" w:rsidR="00000000" w:rsidRPr="00000000">
        <w:rPr>
          <w:rtl w:val="0"/>
        </w:rPr>
        <w:t xml:space="preserve"> correctly</w:t>
      </w:r>
    </w:p>
    <w:p w:rsidR="00000000" w:rsidDel="00000000" w:rsidP="00000000" w:rsidRDefault="00000000" w:rsidRPr="00000000" w14:paraId="0000008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Close clip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Fit the Adjustable straps</w:t>
      </w:r>
    </w:p>
    <w:p w:rsidR="00000000" w:rsidDel="00000000" w:rsidP="00000000" w:rsidRDefault="00000000" w:rsidRPr="00000000" w14:paraId="0000008D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Close the chin strap</w:t>
      </w:r>
    </w:p>
    <w:p w:rsidR="00000000" w:rsidDel="00000000" w:rsidP="00000000" w:rsidRDefault="00000000" w:rsidRPr="00000000" w14:paraId="0000008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participant has long hair, clear it away from the electrodes using a </w:t>
      </w:r>
      <w:r w:rsidDel="00000000" w:rsidR="00000000" w:rsidRPr="00000000">
        <w:rPr>
          <w:b w:val="1"/>
          <w:u w:val="single"/>
          <w:rtl w:val="0"/>
        </w:rPr>
        <w:t xml:space="preserve">dull </w:t>
      </w:r>
      <w:r w:rsidDel="00000000" w:rsidR="00000000" w:rsidRPr="00000000">
        <w:rPr>
          <w:rtl w:val="0"/>
        </w:rPr>
        <w:t xml:space="preserve">pin or pencil.</w:t>
      </w:r>
    </w:p>
    <w:p w:rsidR="00000000" w:rsidDel="00000000" w:rsidP="00000000" w:rsidRDefault="00000000" w:rsidRPr="00000000" w14:paraId="0000008F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Make sure all electrodes are oriented correctly (flat, towards the head)</w:t>
        <w:br w:type="textWrapping"/>
      </w:r>
      <w:r w:rsidDel="00000000" w:rsidR="00000000" w:rsidRPr="00000000">
        <w:rPr/>
        <w:drawing>
          <wp:inline distB="114300" distT="114300" distL="114300" distR="114300">
            <wp:extent cx="2157413" cy="1606584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160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Fasten (by order)</w:t>
      </w:r>
    </w:p>
    <w:p w:rsidR="00000000" w:rsidDel="00000000" w:rsidP="00000000" w:rsidRDefault="00000000" w:rsidRPr="00000000" w14:paraId="00000091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Chin strap (1 adjuster)</w:t>
      </w:r>
    </w:p>
    <w:p w:rsidR="00000000" w:rsidDel="00000000" w:rsidP="00000000" w:rsidRDefault="00000000" w:rsidRPr="00000000" w14:paraId="00000092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Dorsal cheek straps (2 adjusters)</w:t>
      </w:r>
    </w:p>
    <w:p w:rsidR="00000000" w:rsidDel="00000000" w:rsidP="00000000" w:rsidRDefault="00000000" w:rsidRPr="00000000" w14:paraId="00000093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Frontal cheek straps (2 adjusters)</w:t>
        <w:br w:type="textWrapping"/>
        <w:t xml:space="preserve">Make sure they are located far enough from the eyes, so they are comfortable. This is the reason they are fastened last. </w:t>
      </w:r>
    </w:p>
    <w:p w:rsidR="00000000" w:rsidDel="00000000" w:rsidP="00000000" w:rsidRDefault="00000000" w:rsidRPr="00000000" w14:paraId="00000094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Dorsal straps (2 adjusters)</w:t>
        <w:br w:type="textWrapping"/>
        <w:t xml:space="preserve">These straps should be tighter then all others, they pull the headset against the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inion</w:t>
        </w:r>
      </w:hyperlink>
      <w:r w:rsidDel="00000000" w:rsidR="00000000" w:rsidRPr="00000000">
        <w:rPr>
          <w:rtl w:val="0"/>
        </w:rPr>
        <w:t xml:space="preserve"> and</w:t>
      </w:r>
      <w:r w:rsidDel="00000000" w:rsidR="00000000" w:rsidRPr="00000000">
        <w:rPr>
          <w:highlight w:val="magenta"/>
          <w:rtl w:val="0"/>
        </w:rPr>
        <w:t xml:space="preserve"> fix it to its correct 10-20 position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5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Frontal straps (2 adjusters)</w:t>
        <w:br w:type="textWrapping"/>
        <w:t xml:space="preserve">Lift the board case for easy access</w:t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Fit the electrodes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Connect the earclips</w:t>
        <w:br w:type="textWrapping"/>
        <w:t xml:space="preserve">Make sure to do it at this stage, so they are placed on top of the cheek straps</w:t>
      </w:r>
    </w:p>
    <w:p w:rsidR="00000000" w:rsidDel="00000000" w:rsidP="00000000" w:rsidRDefault="00000000" w:rsidRPr="00000000" w14:paraId="00000098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Make sure all electrodes are oriented correctly (flat, towards the head)</w:t>
      </w:r>
    </w:p>
    <w:p w:rsidR="00000000" w:rsidDel="00000000" w:rsidP="00000000" w:rsidRDefault="00000000" w:rsidRPr="00000000" w14:paraId="0000009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chin strap is tight (yet comfortable)</w:t>
      </w:r>
    </w:p>
    <w:p w:rsidR="00000000" w:rsidDel="00000000" w:rsidP="00000000" w:rsidRDefault="00000000" w:rsidRPr="00000000" w14:paraId="0000009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any electrode is loose, screw them in gently using the blue nuts.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/>
      </w:pPr>
      <w:bookmarkStart w:colFirst="0" w:colLast="0" w:name="_e443idbzgvu9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z0aws9pdrsrm" w:id="16"/>
      <w:bookmarkEnd w:id="16"/>
      <w:r w:rsidDel="00000000" w:rsidR="00000000" w:rsidRPr="00000000">
        <w:rPr>
          <w:rtl w:val="0"/>
        </w:rPr>
        <w:t xml:space="preserve">Electrodes positions</w:t>
      </w:r>
    </w:p>
    <w:p w:rsidR="00000000" w:rsidDel="00000000" w:rsidP="00000000" w:rsidRDefault="00000000" w:rsidRPr="00000000" w14:paraId="0000009D">
      <w:pPr>
        <w:pStyle w:val="Heading2"/>
        <w:rPr/>
      </w:pPr>
      <w:bookmarkStart w:colFirst="0" w:colLast="0" w:name="_hcrrfj4nh5r8" w:id="17"/>
      <w:bookmarkEnd w:id="17"/>
      <w:r w:rsidDel="00000000" w:rsidR="00000000" w:rsidRPr="00000000">
        <w:rPr>
          <w:rtl w:val="0"/>
        </w:rPr>
        <w:t xml:space="preserve">10-20 positions</w:t>
      </w:r>
    </w:p>
    <w:p w:rsidR="00000000" w:rsidDel="00000000" w:rsidP="00000000" w:rsidRDefault="00000000" w:rsidRPr="00000000" w14:paraId="0000009E">
      <w:pPr>
        <w:ind w:firstLine="720"/>
        <w:rPr/>
        <w:pPrChange w:author="Nadav Am-Shalom" w:id="0" w:date="2021-12-26T10:35:54Z">
          <w:pPr/>
        </w:pPrChange>
      </w:pPr>
      <w:r w:rsidDel="00000000" w:rsidR="00000000" w:rsidRPr="00000000">
        <w:rPr/>
        <w:drawing>
          <wp:inline distB="114300" distT="114300" distL="114300" distR="114300">
            <wp:extent cx="4000913" cy="433986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913" cy="4339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rPr/>
      </w:pPr>
      <w:bookmarkStart w:colFirst="0" w:colLast="0" w:name="_cqo6d4hvlo96" w:id="18"/>
      <w:bookmarkEnd w:id="18"/>
      <w:r w:rsidDel="00000000" w:rsidR="00000000" w:rsidRPr="00000000">
        <w:rPr>
          <w:rtl w:val="0"/>
        </w:rPr>
        <w:t xml:space="preserve">Electrodes positions on openBCI board &amp; GUI</w:t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875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2985"/>
        <w:gridCol w:w="3900"/>
        <w:tblGridChange w:id="0">
          <w:tblGrid>
            <w:gridCol w:w="990"/>
            <w:gridCol w:w="2985"/>
            <w:gridCol w:w="39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GUI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10-20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Pin 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Ear Clip</w:t>
            </w:r>
          </w:p>
          <w:p w:rsidR="00000000" w:rsidDel="00000000" w:rsidP="00000000" w:rsidRDefault="00000000" w:rsidRPr="00000000" w14:paraId="000000A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SRB pin (SRB2)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N1P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N2P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N4P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FC1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N3P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FC2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N6P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FC5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N5P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FC6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N8P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CP1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N7P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Ear Clip -</w:t>
            </w:r>
          </w:p>
          <w:p w:rsidR="00000000" w:rsidDel="00000000" w:rsidP="00000000" w:rsidRDefault="00000000" w:rsidRPr="00000000" w14:paraId="000000C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Digital Ground and noise cancelling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Cyton</w:t>
              <w:br w:type="textWrapping"/>
              <w:t xml:space="preserve">Bottom BIAS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Ear Clip - </w:t>
            </w:r>
          </w:p>
          <w:p w:rsidR="00000000" w:rsidDel="00000000" w:rsidP="00000000" w:rsidRDefault="00000000" w:rsidRPr="00000000" w14:paraId="000000C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SRB pin (SRB2)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CP2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N1P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CP5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N2P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CP6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N3P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O1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N4P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O2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N5P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N6P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N7P pin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Daisy</w:t>
              <w:br w:type="textWrapping"/>
              <w:t xml:space="preserve">Bottom N8P pin</w:t>
            </w:r>
          </w:p>
        </w:tc>
      </w:tr>
    </w:tbl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1"/>
        <w:rPr/>
      </w:pPr>
      <w:bookmarkStart w:colFirst="0" w:colLast="0" w:name="_l1ilixnw90qc" w:id="19"/>
      <w:bookmarkEnd w:id="19"/>
      <w:r w:rsidDel="00000000" w:rsidR="00000000" w:rsidRPr="00000000">
        <w:rPr>
          <w:rtl w:val="0"/>
        </w:rPr>
        <w:t xml:space="preserve">Hardware overview &amp; specs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>
          <w:b w:val="1"/>
        </w:rPr>
      </w:pPr>
      <w:bookmarkStart w:colFirst="0" w:colLast="0" w:name="_sho26j3etbj" w:id="20"/>
      <w:bookmarkEnd w:id="20"/>
      <w:r w:rsidDel="00000000" w:rsidR="00000000" w:rsidRPr="00000000">
        <w:rPr>
          <w:rtl w:val="0"/>
        </w:rPr>
        <w:t xml:space="preserve">OpenBCI processing board and network dongle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Components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Cyton (8 channels) - large board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Daisy extension (additional 8 channels) - small board</w:t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USB Bluetooth dongle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686175" cy="20478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Boards are mounted at the back of the frame.</w:t>
        <w:br w:type="textWrapping"/>
        <w:t xml:space="preserve">Daisy board is mounted on top of Cyton board, using the boards’ communication pins.</w:t>
        <w:br w:type="textWrapping"/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u w:val="single"/>
          <w:rtl w:val="0"/>
        </w:rPr>
        <w:t xml:space="preserve">Info and specs</w:t>
        <w:br w:type="textWrapping"/>
      </w:r>
      <w:r w:rsidDel="00000000" w:rsidR="00000000" w:rsidRPr="00000000">
        <w:rPr>
          <w:rtl w:val="0"/>
        </w:rPr>
        <w:t xml:space="preserve">Network capability via dongle: 125 Hz for 16 electrodes. 250 Hz without Daisy extension.</w:t>
        <w:br w:type="textWrapping"/>
        <w:t xml:space="preserve">Pin layout  - see electrodes’ positions section.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Arduino based system (inc. dongle).</w:t>
        <w:br w:type="textWrapping"/>
        <w:t xml:space="preserve">Firmware and hardware design can be found on MIT’s OpenBCI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  <w:t xml:space="preserve">.</w:t>
        <w:br w:type="textWrapping"/>
        <w:t xml:space="preserve">Please DO NOT hack national headsets without consulting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Or Rabani</w:t>
        </w:r>
      </w:hyperlink>
      <w:r w:rsidDel="00000000" w:rsidR="00000000" w:rsidRPr="00000000">
        <w:rPr>
          <w:rtl w:val="0"/>
        </w:rPr>
        <w:t xml:space="preserve"> beforehand.</w:t>
        <w:br w:type="textWrapping"/>
        <w:br w:type="textWrapping"/>
      </w:r>
      <w:r w:rsidDel="00000000" w:rsidR="00000000" w:rsidRPr="00000000">
        <w:rPr>
          <w:u w:val="single"/>
          <w:rtl w:val="0"/>
        </w:rPr>
        <w:t xml:space="preserve">Documentation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>
          <w:b w:val="1"/>
          <w:rtl w:val="0"/>
        </w:rPr>
        <w:t xml:space="preserve">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Cyton Board</w:t>
        </w:r>
      </w:hyperlink>
      <w:r w:rsidDel="00000000" w:rsidR="00000000" w:rsidRPr="00000000">
        <w:rPr>
          <w:rtl w:val="0"/>
        </w:rPr>
        <w:t xml:space="preserve">,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Cyton Getting Started Guide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/>
      </w:pPr>
      <w:bookmarkStart w:colFirst="0" w:colLast="0" w:name="_mtpaa617qdya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rPr/>
      </w:pPr>
      <w:bookmarkStart w:colFirst="0" w:colLast="0" w:name="_u0mbix4hr1r8" w:id="22"/>
      <w:bookmarkEnd w:id="22"/>
      <w:r w:rsidDel="00000000" w:rsidR="00000000" w:rsidRPr="00000000">
        <w:rPr>
          <w:rtl w:val="0"/>
        </w:rPr>
        <w:t xml:space="preserve">Headset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u w:val="single"/>
          <w:rtl w:val="0"/>
        </w:rPr>
        <w:t xml:space="preserve">Info and specs</w:t>
        <w:br w:type="textWrapping"/>
      </w:r>
      <w:r w:rsidDel="00000000" w:rsidR="00000000" w:rsidRPr="00000000">
        <w:rPr>
          <w:rtl w:val="0"/>
        </w:rPr>
        <w:t xml:space="preserve">The h</w:t>
      </w:r>
      <w:r w:rsidDel="00000000" w:rsidR="00000000" w:rsidRPr="00000000">
        <w:rPr>
          <w:rtl w:val="0"/>
        </w:rPr>
        <w:t xml:space="preserve">eadsets are designed and pre-assembled by course staff.</w:t>
        <w:br w:type="textWrapping"/>
        <w:t xml:space="preserve">For any changes, consult Or Rabani through your TA.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b w:val="1"/>
          <w:rtl w:val="0"/>
        </w:rPr>
        <w:t xml:space="preserve">Do not fix hardware or change electrodes by yourself.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F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1"/>
        <w:rPr/>
      </w:pPr>
      <w:bookmarkStart w:colFirst="0" w:colLast="0" w:name="_17qg50vpfxwh" w:id="23"/>
      <w:bookmarkEnd w:id="23"/>
      <w:r w:rsidDel="00000000" w:rsidR="00000000" w:rsidRPr="00000000">
        <w:rPr>
          <w:rtl w:val="0"/>
        </w:rPr>
        <w:t xml:space="preserve">Additional resources</w:t>
      </w:r>
    </w:p>
    <w:p w:rsidR="00000000" w:rsidDel="00000000" w:rsidP="00000000" w:rsidRDefault="00000000" w:rsidRPr="00000000" w14:paraId="000000F5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Brainstorm IL slack</w:t>
        </w:r>
      </w:hyperlink>
      <w:r w:rsidDel="00000000" w:rsidR="00000000" w:rsidRPr="00000000">
        <w:rPr>
          <w:rtl w:val="0"/>
        </w:rPr>
        <w:br w:type="textWrapping"/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Neurotech X slack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OpenBCI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OpenBCI ·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OpenBCI Forum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rPr/>
      </w:pPr>
      <w:bookmarkStart w:colFirst="0" w:colLast="0" w:name="_mmzg3ucnvlqu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headerReference r:id="rId40" w:type="default"/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B">
    <w:pPr>
      <w:rPr>
        <w:color w:val="999999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-457199</wp:posOffset>
          </wp:positionH>
          <wp:positionV relativeFrom="paragraph">
            <wp:posOffset>-342899</wp:posOffset>
          </wp:positionV>
          <wp:extent cx="2052638" cy="755783"/>
          <wp:effectExtent b="0" l="0" r="0" t="0"/>
          <wp:wrapNone/>
          <wp:docPr id="9" name="image16.png"/>
          <a:graphic>
            <a:graphicData uri="http://schemas.openxmlformats.org/drawingml/2006/picture">
              <pic:pic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 b="41276" l="0" r="0" t="11914"/>
                  <a:stretch>
                    <a:fillRect/>
                  </a:stretch>
                </pic:blipFill>
                <pic:spPr>
                  <a:xfrm>
                    <a:off x="0" y="0"/>
                    <a:ext cx="2052638" cy="755783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FC">
    <w:pPr>
      <w:rPr>
        <w:color w:val="999999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D">
    <w:pPr>
      <w:rPr>
        <w:color w:val="999999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E">
    <w:pPr>
      <w:rPr>
        <w:color w:val="999999"/>
      </w:rPr>
    </w:pPr>
    <w:r w:rsidDel="00000000" w:rsidR="00000000" w:rsidRPr="00000000">
      <w:rPr>
        <w:color w:val="999999"/>
        <w:rtl w:val="0"/>
      </w:rPr>
      <w:t xml:space="preserve">Second cycle 2021-2022</w:t>
    </w:r>
  </w:p>
  <w:p w:rsidR="00000000" w:rsidDel="00000000" w:rsidP="00000000" w:rsidRDefault="00000000" w:rsidRPr="00000000" w14:paraId="000000FF">
    <w:pPr>
      <w:bidi w:val="1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hyperlink" Target="https://drive.google.com/drive/folders/1sH0EMhJymKgCNcZEhoiCXpfOVR-BiEny?usp=sharing" TargetMode="External"/><Relationship Id="rId24" Type="http://schemas.openxmlformats.org/officeDocument/2006/relationships/image" Target="media/image11.jp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windowscentral.com/how-prevent-windows-10-turning-usb-devices" TargetMode="External"/><Relationship Id="rId26" Type="http://schemas.openxmlformats.org/officeDocument/2006/relationships/hyperlink" Target="https://en.wikipedia.org/wiki/Inion" TargetMode="External"/><Relationship Id="rId25" Type="http://schemas.openxmlformats.org/officeDocument/2006/relationships/image" Target="media/image7.jpg"/><Relationship Id="rId28" Type="http://schemas.openxmlformats.org/officeDocument/2006/relationships/hyperlink" Target="https://en.wikipedia.org/wiki/Inion" TargetMode="External"/><Relationship Id="rId27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jb-E3Xg_QDfLi29JHlU0nmmo-KHx4kqnWMD1iaIqrhI/edit?usp=sharing" TargetMode="External"/><Relationship Id="rId29" Type="http://schemas.openxmlformats.org/officeDocument/2006/relationships/image" Target="media/image4.png"/><Relationship Id="rId7" Type="http://schemas.openxmlformats.org/officeDocument/2006/relationships/image" Target="media/image14.png"/><Relationship Id="rId8" Type="http://schemas.openxmlformats.org/officeDocument/2006/relationships/hyperlink" Target="https://www.techwalla.com/articles/how-to-adjust-usb-power" TargetMode="External"/><Relationship Id="rId31" Type="http://schemas.openxmlformats.org/officeDocument/2006/relationships/hyperlink" Target="https://github.com/OpenBCI" TargetMode="External"/><Relationship Id="rId30" Type="http://schemas.openxmlformats.org/officeDocument/2006/relationships/image" Target="media/image5.png"/><Relationship Id="rId11" Type="http://schemas.openxmlformats.org/officeDocument/2006/relationships/hyperlink" Target="https://www.howtogeek.com/296918/how-to-stop-windows-from-powering-off-your-usb-devices/" TargetMode="External"/><Relationship Id="rId33" Type="http://schemas.openxmlformats.org/officeDocument/2006/relationships/hyperlink" Target="https://docs.openbci.com/docs/02Cyton/CytonLanding" TargetMode="External"/><Relationship Id="rId10" Type="http://schemas.openxmlformats.org/officeDocument/2006/relationships/hyperlink" Target="https://www.ftdichip.com/Drivers/VCP.htm" TargetMode="External"/><Relationship Id="rId32" Type="http://schemas.openxmlformats.org/officeDocument/2006/relationships/hyperlink" Target="mailto:orabani@campus.haifa.ac.il" TargetMode="External"/><Relationship Id="rId13" Type="http://schemas.openxmlformats.org/officeDocument/2006/relationships/image" Target="media/image12.png"/><Relationship Id="rId35" Type="http://schemas.openxmlformats.org/officeDocument/2006/relationships/hyperlink" Target="https://join.slack.com/t/israelbraincommunity/shared_invite/zt-h7a1gloy-suZveyFkgJgN0hKQIeRihA" TargetMode="External"/><Relationship Id="rId12" Type="http://schemas.openxmlformats.org/officeDocument/2006/relationships/image" Target="media/image15.png"/><Relationship Id="rId34" Type="http://schemas.openxmlformats.org/officeDocument/2006/relationships/hyperlink" Target="https://docs.openbci.com/docs/01GettingStarted/01-Boards/CytonGS" TargetMode="External"/><Relationship Id="rId15" Type="http://schemas.openxmlformats.org/officeDocument/2006/relationships/hyperlink" Target="https://openbci.com/forum/index.php?p=/discussion/200/latency-timer-windows-control-panel-setting" TargetMode="External"/><Relationship Id="rId37" Type="http://schemas.openxmlformats.org/officeDocument/2006/relationships/hyperlink" Target="https://docs.openbci.com/docs/Welcome.html" TargetMode="External"/><Relationship Id="rId14" Type="http://schemas.openxmlformats.org/officeDocument/2006/relationships/image" Target="media/image9.png"/><Relationship Id="rId36" Type="http://schemas.openxmlformats.org/officeDocument/2006/relationships/hyperlink" Target="https://neurotechx.com/slack/" TargetMode="External"/><Relationship Id="rId17" Type="http://schemas.openxmlformats.org/officeDocument/2006/relationships/image" Target="media/image13.png"/><Relationship Id="rId39" Type="http://schemas.openxmlformats.org/officeDocument/2006/relationships/hyperlink" Target="https://openbci.com/forum/" TargetMode="External"/><Relationship Id="rId16" Type="http://schemas.openxmlformats.org/officeDocument/2006/relationships/image" Target="media/image3.png"/><Relationship Id="rId38" Type="http://schemas.openxmlformats.org/officeDocument/2006/relationships/hyperlink" Target="https://github.com/OpenBCI" TargetMode="External"/><Relationship Id="rId19" Type="http://schemas.openxmlformats.org/officeDocument/2006/relationships/hyperlink" Target="https://drive.google.com/drive/folders/1sH0EMhJymKgCNcZEhoiCXpfOVR-BiEny?usp=sharing" TargetMode="External"/><Relationship Id="rId18" Type="http://schemas.openxmlformats.org/officeDocument/2006/relationships/image" Target="media/image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